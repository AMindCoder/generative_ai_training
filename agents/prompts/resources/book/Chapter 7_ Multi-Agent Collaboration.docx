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yn9cwl6ffr6l" w:id="0"/>
      <w:bookmarkEnd w:id="0"/>
      <w:r w:rsidDel="00000000" w:rsidR="00000000" w:rsidRPr="00000000">
        <w:rPr>
          <w:rtl w:val="0"/>
        </w:rPr>
        <w:t xml:space="preserve">Chapter 7: Multi-Agent Collaboration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distributed architecture offers several advantages, including enhanced modularity, scalability, and robustness, as the failure of a single agent does not necessarily cause a total system failure. The collaboration allows for a synergistic outcome where the collective performance of the multi-agent system surpasses the potential capabilities of any single agent within the ensemble.</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5k46s5duyo54" w:id="1"/>
      <w:bookmarkEnd w:id="1"/>
      <w:r w:rsidDel="00000000" w:rsidR="00000000" w:rsidRPr="00000000">
        <w:rPr>
          <w:rtl w:val="0"/>
        </w:rPr>
        <w:t xml:space="preserve">Multi-Agent Collaboration Pattern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Collaboration can take various forms:</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Handoffs:</w:t>
      </w:r>
      <w:r w:rsidDel="00000000" w:rsidR="00000000" w:rsidRPr="00000000">
        <w:rPr>
          <w:rFonts w:ascii="Google Sans Text" w:cs="Google Sans Text" w:eastAsia="Google Sans Text" w:hAnsi="Google Sans Text"/>
          <w:i w:val="0"/>
          <w:color w:val="1b1c1d"/>
          <w:sz w:val="24"/>
          <w:szCs w:val="24"/>
          <w:rtl w:val="0"/>
        </w:rPr>
        <w:t xml:space="preserve"> One agent completes a task and passes its output to another agent for the next step in a pipeline (similar to the Planning pattern, but explicitly involving different agents).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Processing:</w:t>
      </w:r>
      <w:r w:rsidDel="00000000" w:rsidR="00000000" w:rsidRPr="00000000">
        <w:rPr>
          <w:rFonts w:ascii="Google Sans Text" w:cs="Google Sans Text" w:eastAsia="Google Sans Text" w:hAnsi="Google Sans Text"/>
          <w:i w:val="0"/>
          <w:color w:val="1b1c1d"/>
          <w:sz w:val="24"/>
          <w:szCs w:val="24"/>
          <w:rtl w:val="0"/>
        </w:rPr>
        <w:t xml:space="preserve"> Multiple agents work on different parts of a problem simultaneously, and their results are later combined.</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Debate and Consensus: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Multi-Agent Collaboration</w:t>
      </w:r>
      <w:r w:rsidDel="00000000" w:rsidR="00000000" w:rsidRPr="00000000">
        <w:rPr>
          <w:rFonts w:ascii="Google Sans Text" w:cs="Google Sans Text" w:eastAsia="Google Sans Text" w:hAnsi="Google Sans Text"/>
          <w:color w:val="1b1c1d"/>
          <w:sz w:val="24"/>
          <w:szCs w:val="24"/>
          <w:rtl w:val="0"/>
        </w:rPr>
        <w:t xml:space="preserve"> where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Agents with varied perspectives and information sources engage in discussions to evaluate options, ultimately reaching a consensus or a more informed decision.</w:t>
      </w:r>
      <w:r w:rsidDel="00000000" w:rsidR="00000000" w:rsidRPr="00000000">
        <w:rPr>
          <w:rtl w:val="0"/>
        </w:rPr>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Structures:</w:t>
      </w:r>
      <w:r w:rsidDel="00000000" w:rsidR="00000000" w:rsidRPr="00000000">
        <w:rPr>
          <w:rFonts w:ascii="Google Sans Text" w:cs="Google Sans Text" w:eastAsia="Google Sans Text" w:hAnsi="Google Sans Text"/>
          <w:i w:val="0"/>
          <w:color w:val="1b1c1d"/>
          <w:sz w:val="24"/>
          <w:szCs w:val="24"/>
          <w:rtl w:val="0"/>
        </w:rPr>
        <w:t xml:space="preserve"> A manager agent might delegate tasks to worker agents dynamically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based on their tool access or plugin capabilities and synthesize their results. </w:t>
      </w:r>
      <w:r w:rsidDel="00000000" w:rsidR="00000000" w:rsidRPr="00000000">
        <w:rPr>
          <w:rFonts w:ascii="Google Sans Text" w:cs="Google Sans Text" w:eastAsia="Google Sans Text" w:hAnsi="Google Sans Text"/>
          <w:color w:val="1b1c1d"/>
          <w:sz w:val="24"/>
          <w:szCs w:val="24"/>
          <w:rtl w:val="0"/>
        </w:rPr>
        <w:t xml:space="preserve">Each agent can also handle relevant groups of tools, rather than a single agent handling all the tools.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 Teams:</w:t>
      </w:r>
      <w:r w:rsidDel="00000000" w:rsidR="00000000" w:rsidRPr="00000000">
        <w:rPr>
          <w:rFonts w:ascii="Google Sans Text" w:cs="Google Sans Text" w:eastAsia="Google Sans Text" w:hAnsi="Google Sans Text"/>
          <w:i w:val="0"/>
          <w:color w:val="1b1c1d"/>
          <w:sz w:val="24"/>
          <w:szCs w:val="24"/>
          <w:rtl w:val="0"/>
        </w:rPr>
        <w:t xml:space="preserve"> Agents with specialized knowledge in different domains (e.g., a researcher, a writer, an editor) collaborate to produce a complex output.</w:t>
      </w:r>
    </w:p>
    <w:p w:rsidR="00000000" w:rsidDel="00000000" w:rsidP="00000000" w:rsidRDefault="00000000" w:rsidRPr="00000000" w14:paraId="0000000D">
      <w:pPr>
        <w:pStyle w:val="Heading3"/>
        <w:keepNext w:val="0"/>
        <w:keepLines w:val="0"/>
        <w:numPr>
          <w:ilvl w:val="0"/>
          <w:numId w:val="2"/>
        </w:numPr>
        <w:spacing w:before="0" w:beforeAutospacing="0" w:line="275.9999942779541" w:lineRule="auto"/>
        <w:ind w:left="465" w:hanging="360"/>
        <w:rPr>
          <w:rFonts w:ascii="Google Sans Text" w:cs="Google Sans Text" w:eastAsia="Google Sans Text" w:hAnsi="Google Sans Text"/>
          <w:b w:val="1"/>
          <w:color w:val="1b1c1d"/>
          <w:sz w:val="24"/>
          <w:szCs w:val="24"/>
        </w:rPr>
      </w:pPr>
      <w:bookmarkStart w:colFirst="0" w:colLast="0" w:name="_s49r4s6d395o" w:id="2"/>
      <w:bookmarkEnd w:id="2"/>
      <w:r w:rsidDel="00000000" w:rsidR="00000000" w:rsidRPr="00000000">
        <w:rPr>
          <w:rFonts w:ascii="Google Sans Text" w:cs="Google Sans Text" w:eastAsia="Google Sans Text" w:hAnsi="Google Sans Text"/>
          <w:b w:val="1"/>
          <w:color w:val="1b1c1d"/>
          <w:sz w:val="24"/>
          <w:szCs w:val="24"/>
          <w:rtl w:val="0"/>
        </w:rPr>
        <w:t xml:space="preserve">Critic-Reviewer: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Agents create initial outputs such as plans, drafts, or answers.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second group of agents then critically assesses this output for adherence to policies, security, compliance, correctness, quality, and alignment with organizational objectives.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original creator or a final agent revises the output based on this feedback.</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pattern is particularly effective for code generation, research writing, logic checking, and ensuring ethical alignment.</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advantages of this approach include increased robustness, improved quality, and a reduced likelihood of hallucinations or errors.</w:t>
      </w:r>
      <w:r w:rsidDel="00000000" w:rsidR="00000000" w:rsidRPr="00000000">
        <w:rPr>
          <w:rtl w:val="0"/>
        </w:rPr>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r w:rsidDel="00000000" w:rsidR="00000000" w:rsidRPr="00000000">
        <w:rPr>
          <w:rtl w:val="0"/>
        </w:rPr>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629025"/>
            <wp:effectExtent b="0" l="0" r="0" t="0"/>
            <wp:docPr id="1" name="image1.png"/>
            <a:graphic>
              <a:graphicData uri="http://schemas.openxmlformats.org/drawingml/2006/picture">
                <pic:pic>
                  <pic:nvPicPr>
                    <pic:cNvPr id="0" name="image1.png"/>
                    <pic:cNvPicPr preferRelativeResize="0"/>
                  </pic:nvPicPr>
                  <pic:blipFill>
                    <a:blip r:embed="rId7"/>
                    <a:srcRect b="7045" l="0" r="0" t="6363"/>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Example of </w:t>
      </w:r>
      <w:ins w:author="Aashish Tolambiya" w:id="0" w:date="2025-08-18T21:34:26Z">
        <w:r w:rsidDel="00000000" w:rsidR="00000000" w:rsidRPr="00000000">
          <w:rPr>
            <w:rFonts w:ascii="Google Sans Text" w:cs="Google Sans Text" w:eastAsia="Google Sans Text" w:hAnsi="Google Sans Text"/>
            <w:color w:val="1b1c1d"/>
            <w:sz w:val="24"/>
            <w:szCs w:val="24"/>
            <w:rtl w:val="0"/>
            <w:rPrChange w:author="Aashish Tolambiya" w:id="1" w:date="2025-08-18T21:34:26Z">
              <w:rPr>
                <w:rFonts w:ascii="Google Sans Text" w:cs="Google Sans Text" w:eastAsia="Google Sans Text" w:hAnsi="Google Sans Text"/>
                <w:color w:val="1b1c1d"/>
                <w:sz w:val="24"/>
                <w:szCs w:val="24"/>
              </w:rPr>
            </w:rPrChange>
          </w:rPr>
          <w:t xml:space="preserve">a </w:t>
        </w:r>
      </w:ins>
      <w:r w:rsidDel="00000000" w:rsidR="00000000" w:rsidRPr="00000000">
        <w:rPr>
          <w:rFonts w:ascii="Google Sans Text" w:cs="Google Sans Text" w:eastAsia="Google Sans Text" w:hAnsi="Google Sans Text"/>
          <w:color w:val="1b1c1d"/>
          <w:sz w:val="24"/>
          <w:szCs w:val="24"/>
          <w:rtl w:val="0"/>
        </w:rPr>
        <w:t xml:space="preserve">multi-agent system</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Frameworks such as Crew AI and Google ADK are engineered to facilitate this paradigm by providing structures for the specification of agents, tasks, and their interactive procedures.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approach is particularly effective for challenges necessitating a variety of specialized knowledge, encompassing multiple discrete phases, or leveraging the advantages of concurrent processing and the corroboration of information across agents.</w:t>
      </w:r>
      <w:r w:rsidDel="00000000" w:rsidR="00000000" w:rsidRPr="00000000">
        <w:rPr>
          <w:rtl w:val="0"/>
        </w:rPr>
      </w:r>
    </w:p>
    <w:p w:rsidR="00000000" w:rsidDel="00000000" w:rsidP="00000000" w:rsidRDefault="00000000" w:rsidRPr="00000000" w14:paraId="00000012">
      <w:pPr>
        <w:pStyle w:val="Heading1"/>
        <w:spacing w:after="120" w:before="0" w:line="275.9999942779541" w:lineRule="auto"/>
        <w:rPr/>
      </w:pPr>
      <w:bookmarkStart w:colFirst="0" w:colLast="0" w:name="_ohkp1yy62b42" w:id="3"/>
      <w:bookmarkEnd w:id="3"/>
      <w:r w:rsidDel="00000000" w:rsidR="00000000" w:rsidRPr="00000000">
        <w:rPr>
          <w:rtl w:val="0"/>
        </w:rPr>
        <w:t xml:space="preserve">Practical Applications &amp; Use Cases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Collaboration is a powerful pattern applicable across numerous domains: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Research and Analysis:</w:t>
      </w:r>
      <w:r w:rsidDel="00000000" w:rsidR="00000000" w:rsidRPr="00000000">
        <w:rPr>
          <w:rFonts w:ascii="Google Sans Text" w:cs="Google Sans Text" w:eastAsia="Google Sans Text" w:hAnsi="Google Sans Text"/>
          <w:i w:val="0"/>
          <w:color w:val="1b1c1d"/>
          <w:sz w:val="24"/>
          <w:szCs w:val="24"/>
          <w:rtl w:val="0"/>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w:t>
      </w:r>
      <w:r w:rsidDel="00000000" w:rsidR="00000000" w:rsidRPr="00000000">
        <w:rPr>
          <w:rFonts w:ascii="Google Sans Text" w:cs="Google Sans Text" w:eastAsia="Google Sans Text" w:hAnsi="Google Sans Text"/>
          <w:i w:val="0"/>
          <w:color w:val="1b1c1d"/>
          <w:sz w:val="24"/>
          <w:szCs w:val="24"/>
          <w:rtl w:val="0"/>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Content Generation:</w:t>
      </w:r>
      <w:r w:rsidDel="00000000" w:rsidR="00000000" w:rsidRPr="00000000">
        <w:rPr>
          <w:rFonts w:ascii="Google Sans Text" w:cs="Google Sans Text" w:eastAsia="Google Sans Text" w:hAnsi="Google Sans Text"/>
          <w:i w:val="0"/>
          <w:color w:val="1b1c1d"/>
          <w:sz w:val="24"/>
          <w:szCs w:val="24"/>
          <w:rtl w:val="0"/>
        </w:rPr>
        <w:t xml:space="preserve"> Creating a marketing campaign could involve a market research agent, a copywriter agent, a graphic design agent (using image generation tools), and a social media scheduling agent, all working together.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Analysis:</w:t>
      </w:r>
      <w:r w:rsidDel="00000000" w:rsidR="00000000" w:rsidRPr="00000000">
        <w:rPr>
          <w:rFonts w:ascii="Google Sans Text" w:cs="Google Sans Text" w:eastAsia="Google Sans Text" w:hAnsi="Google Sans Text"/>
          <w:i w:val="0"/>
          <w:color w:val="1b1c1d"/>
          <w:sz w:val="24"/>
          <w:szCs w:val="24"/>
          <w:rtl w:val="0"/>
        </w:rPr>
        <w:t xml:space="preserve"> A multi-agent system could analyze financial markets. Agents might specialize in fetching stock data, analyzing news sentiment, performing technical analysis, and generating investment recommendations.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Escalation: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 front-line support agent could handle initial queries, escalating complex issues to a specialist agent (e.g., a technical expert or a billing specialist) when needed, demonstrating a sequential handoff based on problem complexity.</w:t>
      </w: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Optimization:</w:t>
      </w:r>
      <w:r w:rsidDel="00000000" w:rsidR="00000000" w:rsidRPr="00000000">
        <w:rPr>
          <w:rFonts w:ascii="Google Sans Text" w:cs="Google Sans Text" w:eastAsia="Google Sans Text" w:hAnsi="Google Sans Text"/>
          <w:i w:val="0"/>
          <w:color w:val="1b1c1d"/>
          <w:sz w:val="24"/>
          <w:szCs w:val="24"/>
          <w:rtl w:val="0"/>
        </w:rPr>
        <w:t xml:space="preserve"> Agents could represent different nodes in a supply chain (suppliers, manufacturers, distributors) and collaborate to optimize inventory levels, logistics, and scheduling in response to changing demand or disruptions.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Network Analysis &amp; Remediation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Autonomous operations benefit greatly from an agentic architecture, particularly in failure pinpointing.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Multiple agents can collaborate to triage and remediate issues, suggesting optimal actions.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agents can also integrate with traditional machine learning models and tooling, leveraging existing systems while simultaneously offering the advantages of Generative AI.</w:t>
      </w:r>
      <w:r w:rsidDel="00000000" w:rsidR="00000000" w:rsidRPr="00000000">
        <w:rPr>
          <w:rtl w:val="0"/>
        </w:rPr>
      </w:r>
    </w:p>
    <w:p w:rsidR="00000000" w:rsidDel="00000000" w:rsidP="00000000" w:rsidRDefault="00000000" w:rsidRPr="00000000" w14:paraId="0000001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C">
      <w:pPr>
        <w:pStyle w:val="Heading1"/>
        <w:spacing w:after="240" w:before="120" w:line="275.9999942779541" w:lineRule="auto"/>
        <w:rPr>
          <w:rFonts w:ascii="Google Sans Text" w:cs="Google Sans Text" w:eastAsia="Google Sans Text" w:hAnsi="Google Sans Text"/>
          <w:b w:val="0"/>
          <w:i w:val="0"/>
          <w:smallCaps w:val="0"/>
          <w:strike w:val="0"/>
          <w:color w:val="1b1c1d"/>
          <w:sz w:val="24"/>
          <w:szCs w:val="24"/>
          <w:u w:val="none"/>
          <w:shd w:fill="auto" w:val="clear"/>
          <w:vertAlign w:val="baseline"/>
        </w:rPr>
      </w:pPr>
      <w:bookmarkStart w:colFirst="0" w:colLast="0" w:name="_1zzem7kg6bab" w:id="4"/>
      <w:bookmarkEnd w:id="4"/>
      <w:r w:rsidDel="00000000" w:rsidR="00000000" w:rsidRPr="00000000">
        <w:rPr>
          <w:vertAlign w:val="baseline"/>
          <w:rtl w:val="0"/>
        </w:rPr>
        <w:t xml:space="preserve">Multi-Agent Collaboration: Exploring Interrelationships and Communication Structures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Understanding the intricate ways in which agents interact and communicate is fundamental to designing effective multi-agent systems.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As depicted in Fig. 2, a spectrum of interrelationship and communication models exists, ranging from the simplest single-agent scenario to complex, custom-designed collaborative frameworks.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Each model presents unique advantages and challenges, influencing the overall efficiency, robustness, and adaptability of the multi-agent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1.</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Single Agent: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At the most basic level, a "Single Agent" operates autonomously without direct interaction or communication with other entities.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While this model is straightforward to implement and manage, its capabilities are inherently limited by the individual agent's scope and resources.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is suitable for tasks that are decomposable into independent sub-problems, each solvable by a single, self-sufficient agent.</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2.</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Network:</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"Network" model represents a significant step towards collaboration, where multiple agents interact directly with each other in a decentralized fashion.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Communication typically occurs peer-to-peer, allowing for the sharing of information, resources, and even tasks.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model fosters resilience, as the failure of one agent does not necessarily cripple the entire system.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managing communication overhead and ensuring coherent decision-making in a large, unstructured network can be challenging.</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3.</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In the "Supervisor" model, a dedicated agent, the "supervisor," oversees and coordinates the activities of a group of subordinate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acts as a central hub for communication, task allocation, and conflict resolution.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hierarchical structure offers clear lines of authority and can simplify management and control.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it introduces a single point of failure (the supervisor) and can become a bottleneck if the supervisor is overwhelmed by a large number of subordinates or complex tasks.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4.</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 as a Tool: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This model is a nuanced extension of the "Supervisor" concept, where the supervisor's role is less about direct command and control and more about providing resources, guidance, or analytical support to other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might offer tools, data, or computational services that enable other agents to perform their tasks more effectively, without necessarily dictating their every action.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approach aims to leverage the supervisor's capabilities without imposing rigid top-down control.</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5.</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Hierarchical: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"Hierarchical" model expands upon the supervisor concept to create a multi-layered organizational structure.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involves multiple levels of supervisors, with higher-level supervisors overseeing lower-level ones, and ultimately, a collection of operational agents at the lowest tier.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structure is well-suited for complex problems that can be decomposed into sub-problems, each managed by a specific layer of the hierarchy.</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provides a structured approach to scalability and complexity management, allowing for distributed decision-making within defined boundaries.</w:t>
      </w:r>
      <w:r w:rsidDel="00000000" w:rsidR="00000000" w:rsidRPr="00000000">
        <w:rPr>
          <w:rtl w:val="0"/>
        </w:rPr>
      </w:r>
    </w:p>
    <w:p w:rsidR="00000000" w:rsidDel="00000000" w:rsidP="00000000" w:rsidRDefault="00000000" w:rsidRPr="00000000" w14:paraId="0000002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Agents communicate and interact in various ways.</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6.</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Custom: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"Custom" model represents the ultimate flexibility in multi-agent system design.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allows for the creation of unique interrelationship and communication structures tailored precisely to the specific requirements of a given problem or application.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can involve hybrid approaches that combine elements from the previously mentioned models, or entirely novel designs that emerge from the unique constraints and opportunities of the environment.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Custom models often arise from the need to optimize for specific performance metrics, handle highly dynamic environments, or incorporate domain-specific knowledge into the system's architecture.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Designing and implementing custom models typically requires a deep understanding of multi-agent systems principles and careful consideration of communication protocols, coordination mechanisms, and emergent behaviors.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In summary, the choice of interrelationship and communication model for a multi-agent system is a critical design decision.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Each model offers distinct advantages and disadvantages, and the optimal choice depends on factors such as the complexity of the task, the number of agents, the desired level of autonomy, the need for robustness, and the acceptable communication overhead.</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Future advancements in multi-agent systems will likely continue to explore and refine these models, as well as develop new paradigms for collaborative intelligence.</w:t>
      </w:r>
      <w:r w:rsidDel="00000000" w:rsidR="00000000" w:rsidRPr="00000000">
        <w:rPr>
          <w:rtl w:val="0"/>
        </w:rPr>
      </w:r>
    </w:p>
    <w:p w:rsidR="00000000" w:rsidDel="00000000" w:rsidP="00000000" w:rsidRDefault="00000000" w:rsidRPr="00000000" w14:paraId="00000027">
      <w:pPr>
        <w:pStyle w:val="Heading1"/>
        <w:spacing w:after="120" w:before="120" w:line="275.9999942779541" w:lineRule="auto"/>
        <w:rPr/>
      </w:pPr>
      <w:bookmarkStart w:colFirst="0" w:colLast="0" w:name="_auohnqlr4xs4" w:id="5"/>
      <w:bookmarkEnd w:id="5"/>
      <w:r w:rsidDel="00000000" w:rsidR="00000000" w:rsidRPr="00000000">
        <w:rPr>
          <w:rtl w:val="0"/>
        </w:rPr>
        <w:t xml:space="preserve">Hands-On code (Crew AI)</w:t>
      </w:r>
    </w:p>
    <w:p w:rsidR="00000000" w:rsidDel="00000000" w:rsidP="00000000" w:rsidRDefault="00000000" w:rsidRPr="00000000" w14:paraId="0000002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Python </w:t>
      </w:r>
      <w:r w:rsidDel="00000000" w:rsidR="00000000" w:rsidRPr="00000000">
        <w:rPr>
          <w:rFonts w:ascii="Google Sans Text" w:cs="Google Sans Text" w:eastAsia="Google Sans Text" w:hAnsi="Google Sans Text"/>
          <w:sz w:val="24"/>
          <w:szCs w:val="24"/>
          <w:rtl w:val="0"/>
        </w:rPr>
        <w:t xml:space="preserve">code defines an AI-powered crew using the CrewAI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rsidR="00000000" w:rsidDel="00000000" w:rsidP="00000000" w:rsidRDefault="00000000" w:rsidRPr="00000000" w14:paraId="0000002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A">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kickoff() method, orchestrating the collaboration between the agents to produce the desired output. Finally, the code prints the final result of the crew's execution, which is the generated blog post.</w:t>
      </w:r>
    </w:p>
    <w:p w:rsidR="00000000" w:rsidDel="00000000" w:rsidP="00000000" w:rsidRDefault="00000000" w:rsidRPr="00000000" w14:paraId="0000002B">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langchain_google_genai import ChatGoogleGenerativeAI</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setup_environment():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"""Loads environment variables and checks for the required API key."""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load_dotenv()</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not os.getenv("GOOGLE_API_KEY"):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raise ValueError("GOOGLE_API_KEY not found. Please set it in your .env file.")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main():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Initializes and runs the AI crew for content creation using the latest Gemini model.</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setup_environment()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the language model to use.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Updated to a model from the Gemini 2.0 series for better performance and features.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For cutting-edge (preview) capabilities, you could use "gemini-2.5-flash".</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 = ChatGoogleGenerativeAI(model="gemini-2.0-flash")</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Agents with specific roles and goals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commentRangeStart w:id="0"/>
            <w:r w:rsidDel="00000000" w:rsidR="00000000" w:rsidRPr="00000000">
              <w:rPr>
                <w:rFonts w:ascii="Courier" w:cs="Courier" w:eastAsia="Courier" w:hAnsi="Courier"/>
                <w:rtl w:val="0"/>
              </w:rPr>
              <w:t xml:space="preserve">   researcher = Agent(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role='Senior Research Analyst',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goal='Find and summarize the latest trends in AI.',</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an experienced research analyst with a knack for identifying key trends and synthesizing information.",</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writer = Agent(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role='Technical Content Writer',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goal='Write a clear and engaging blog post based on research findings.',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 skilled writer who can translate complex technical topics into accessible content.",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Tasks for the agents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research_task = Task(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description="Research the top 3 emerging trends in Artificial Intelligence in 2024-2025. Focus on practical applications and potential impact.",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detailed summary of the top 3 AI trends, including key points and sources.",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agent=researcher,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writing_task = Task(</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description="Write a 500-word blog post based on the research findings. The post should be engaging and easy for a general audience to understand.",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complete 500-word blog post about the latest AI trends.",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agent=writer,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context=[research_task],</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Create the Crew</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blog_creation_crew = Crew(</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agents=[researcher, writer],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tasks=[research_task, writing_task],</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verbose=2 # Set verbosity for detailed crew execution logs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Execute the Crew</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Running the blog creation crew with Gemini 2.0 Flash...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try: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result = blog_creation_crew.kickoff()</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Crew Final Output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print(result)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except Exception as 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print(f"\nAn unexpected error occurred: {e}")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__name__ == "__main__":</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main()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color w:val="1b1c1d"/>
          <w:sz w:val="24"/>
          <w:szCs w:val="24"/>
          <w:rtl w:val="0"/>
        </w:rPr>
        <w:t xml:space="preserve">We will now delve into further examples within the Google ADK framework, with particular emphasis on hierarchical, parallel, and sequential coordination paradigms, alongside the implementation of an agent as an operational instrument.</w:t>
      </w:r>
      <w:r w:rsidDel="00000000" w:rsidR="00000000" w:rsidRPr="00000000">
        <w:rPr>
          <w:rtl w:val="0"/>
        </w:rPr>
      </w:r>
    </w:p>
    <w:p w:rsidR="00000000" w:rsidDel="00000000" w:rsidP="00000000" w:rsidRDefault="00000000" w:rsidRPr="00000000" w14:paraId="00000078">
      <w:pPr>
        <w:pStyle w:val="Heading1"/>
        <w:spacing w:after="120" w:before="120" w:line="275.9999942779541" w:lineRule="auto"/>
        <w:rPr/>
      </w:pPr>
      <w:bookmarkStart w:colFirst="0" w:colLast="0" w:name="_uw7xo99w3psh" w:id="6"/>
      <w:bookmarkEnd w:id="6"/>
      <w:r w:rsidDel="00000000" w:rsidR="00000000" w:rsidRPr="00000000">
        <w:rPr>
          <w:rtl w:val="0"/>
        </w:rPr>
        <w:t xml:space="preserve">Hands-on Code (Google ADK)</w:t>
      </w:r>
    </w:p>
    <w:p w:rsidR="00000000" w:rsidDel="00000000" w:rsidP="00000000" w:rsidRDefault="00000000" w:rsidRPr="00000000" w14:paraId="0000007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demonstrates the establishment of a hierarchical agent structure within the Google ADK through the creation of a parent-child relationship.</w:t>
      </w:r>
      <w:r w:rsidDel="00000000" w:rsidR="00000000" w:rsidRPr="00000000">
        <w:rPr>
          <w:rFonts w:ascii="Google Sans Text" w:cs="Google Sans Text" w:eastAsia="Google Sans Text" w:hAnsi="Google Sans Text"/>
          <w:color w:val="1b1c1d"/>
          <w:sz w:val="24"/>
          <w:szCs w:val="24"/>
          <w:rtl w:val="0"/>
        </w:rPr>
        <w:t xml:space="preserve"> The code defines two types of agents: LlmAgent and a custom TaskExecutor agent derived from BaseAgent. The TaskExecutor is designed for specific, non-LLM tasks and in this example, it simply yields a "Task finished successfully" event. An LlmAgent named greeter is initialized with a specified model and instruction to act as a friendly greeter. The custom TaskExecutor is instantiated as task_doer. A parent LlmAgent called coordinator is created, also with a model and instructions. The coordinator's instructions guide it to delegate greetings to the greeter and task execution to the task_doer. The greeter and task_doer are added as sub-agents to the coordinator, establishing a parent-child relationship. The code then asserts that this relationship is correctly set up. Finally, it prints a message indicating that the agent hierarchy has been successfully created.</w:t>
      </w:r>
    </w:p>
    <w:p w:rsidR="00000000" w:rsidDel="00000000" w:rsidP="00000000" w:rsidRDefault="00000000" w:rsidRPr="00000000" w14:paraId="0000007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 BaseAgent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Correctly implement a custom agent by extending BaseAgent</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TaskExecutor(BaseAgent):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specialized agent with custom, non-LLM behavior."""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"TaskExecutor"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"Executes a predefined task."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_run_async_impl(self, context: InvocationContext) -&gt; AsyncGenerator[Event, None]: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"""Custom implementation logic for the task."""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This is where your custom logic would go.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we'll just yield a simple event.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content="Task finished successfully.")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individual agents with proper initialization</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LlmAgent requires a model to be specified.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greeter = LlmAgent(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name="Greeter",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friendly greeter."</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task_doer = TaskExecutor() # Instantiate our concrete custom agent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a parent agent and assign its sub-agents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parent agent's description and instructions should guide its delegation logic.</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coordinator = LlmAgent(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name="Coordinator",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description="A coordinator that can greet users and execute tasks.",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instruction="When asked to greet, delegate to the Greeter. When asked to perform a task, delegate to the TaskExecutor.",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greeter,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task_doer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ADK framework automatically establishes the parent-child relationships.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These assertions will pass if checked after initialization.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greeter.parent_agent == coordinator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task_doer.parent_agent == coordinator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print("Agent hierarchy created successfully.")</w:t>
            </w:r>
          </w:p>
        </w:tc>
      </w:tr>
    </w:tbl>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illustrates the employment of the LoopAgent within the Google ADK framework to establish iterative workflows.</w:t>
      </w:r>
      <w:r w:rsidDel="00000000" w:rsidR="00000000" w:rsidRPr="00000000">
        <w:rPr>
          <w:rFonts w:ascii="Google Sans Text" w:cs="Google Sans Text" w:eastAsia="Google Sans Text" w:hAnsi="Google Sans Text"/>
          <w:color w:val="1b1c1d"/>
          <w:sz w:val="24"/>
          <w:szCs w:val="24"/>
          <w:rtl w:val="0"/>
        </w:rPr>
        <w:t xml:space="preserve"> The code defines two agents: ConditionChecker and ProcessingStep. ConditionChecker is a custom agent that checks a "status" value in the session state. If the "status" is "completed", ConditionChecker escalates an event to stop the loop. Otherwise, it yields an event to continue the loop. ProcessingStep is an LlmAgent using the "gemini-2.0-flash-exp" model. Its instruction is to perform a task and set the session "status" to "completed" if it's the final step. A LoopAgent named StatusPoller is created. StatusPoller is configured with max_iterations=10. StatusPoller includes both ProcessingStep and an instance of ConditionChecker as sub-agents. The LoopAgent will execute the sub-agents sequentially for up to 10 iterations, stopping if ConditionChecker finds the status is "completed".</w:t>
      </w:r>
    </w:p>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Google Sans Text" w:cs="Google Sans Text" w:eastAsia="Google Sans Text" w:hAnsi="Google Sans Text"/>
                <w:color w:val="1b1c1d"/>
                <w:sz w:val="24"/>
                <w:szCs w:val="24"/>
                <w:rtl w:val="0"/>
              </w:rPr>
              <w:t xml:space="preserve">i</w:t>
            </w:r>
            <w:r w:rsidDel="00000000" w:rsidR="00000000" w:rsidRPr="00000000">
              <w:rPr>
                <w:rFonts w:ascii="Courier" w:cs="Courier" w:eastAsia="Courier" w:hAnsi="Courier"/>
                <w:color w:val="1b1c1d"/>
                <w:rtl w:val="0"/>
              </w:rPr>
              <w:t xml:space="preserve">mport asyncio</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LoopAgent, LlmAgent, BaseAgent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 EventActions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Best Practice: Define custom agents as complete, self-describing classes.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ConditionChecker(BaseAgent):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custom agent that checks for a 'completed' status in the session 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"ConditionChecker"</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"Checks if a process is complete and signals the loop to stop."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 context: InvocationContext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AsyncGenerator[Event, None]: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"""Checks state and yields an event to either continue or stop the loop."""</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 context.session.state.get("status", "pending")</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is_done = (status == "completed")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is_done: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Escalate to terminate the loop when the condition is met.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actions=EventActions(escalate=True))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Yield a simple event to continue the loop.</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content="Condition not met, continuing loop.")</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Correction: The LlmAgent must have a model and clear instructions.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process_step = LlmAgent(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name="ProcessingStep",</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step in a longer process. Perform your task. If you are the final step, update session state by setting 'status' to 'completed'."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LoopAgent orchestrates the workflow.</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poller = LoopAgent(</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name="StatusPoller",</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max_iterations=10,</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process_step,</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ConditionChecker() # Instantiating the well-defined custom agent.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poller will now execute 'process_step'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then 'ConditionChecker'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repeatedly until the status is 'completed' or 10 iterations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have passed.</w:t>
            </w:r>
          </w:p>
        </w:tc>
      </w:tr>
    </w:tbl>
    <w:p w:rsidR="00000000" w:rsidDel="00000000" w:rsidP="00000000" w:rsidRDefault="00000000" w:rsidRPr="00000000" w14:paraId="000000D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w:t>
      </w:r>
      <w:r w:rsidDel="00000000" w:rsidR="00000000" w:rsidRPr="00000000">
        <w:rPr>
          <w:rFonts w:ascii="Google Sans Text" w:cs="Google Sans Text" w:eastAsia="Google Sans Text" w:hAnsi="Google Sans Text"/>
          <w:color w:val="1b1c1d"/>
          <w:sz w:val="24"/>
          <w:szCs w:val="24"/>
          <w:rtl w:val="0"/>
        </w:rPr>
        <w:t xml:space="preserve">elucidates the SequentialAgent pattern</w:t>
      </w:r>
      <w:r w:rsidDel="00000000" w:rsidR="00000000" w:rsidRPr="00000000">
        <w:rPr>
          <w:rFonts w:ascii="Google Sans Text" w:cs="Google Sans Text" w:eastAsia="Google Sans Text" w:hAnsi="Google Sans Text"/>
          <w:color w:val="1b1c1d"/>
          <w:sz w:val="24"/>
          <w:szCs w:val="24"/>
          <w:rtl w:val="0"/>
        </w:rPr>
        <w:t xml:space="preserve"> within the Google ADK, engineered for the construction of linear workflows.</w:t>
      </w:r>
      <w:r w:rsidDel="00000000" w:rsidR="00000000" w:rsidRPr="00000000">
        <w:rPr>
          <w:rFonts w:ascii="Google Sans Text" w:cs="Google Sans Text" w:eastAsia="Google Sans Text" w:hAnsi="Google Sans Text"/>
          <w:color w:val="1b1c1d"/>
          <w:sz w:val="24"/>
          <w:szCs w:val="24"/>
          <w:rtl w:val="0"/>
        </w:rPr>
        <w:t xml:space="preserve"> This code defines a sequential agent pipeline using the google.adk.agents library. The pipeline consists of two agents, step1 and step2. step1 is named "Step1_Fetch" and its output will be stored in the session state under the key "data". step2 is named "Step2_Process" and is instructed to analyze the information stored in session.state["data"] and provide a summary. The SequentialAgent named "MyPipeline"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rsidR="00000000" w:rsidDel="00000000" w:rsidP="00000000" w:rsidRDefault="00000000" w:rsidRPr="00000000" w14:paraId="000000D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SequentialAgent, Agent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agent's output will be saved to session.state["data"]</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step1 = Agent(name="Step1_Fetch", output_key="data")</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 will use the data from the previous step.</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 instruct it on how to find and use this data.</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step2 = Agent(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name="Step2_Process",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instruction="Analyze the information found in state['data'] and provide a summary."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pipeline = SequentialAgent(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name="MyPipeline",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sub_agents=[step1, step2]</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When the pipeline is run with an initial input, Step1 will execute,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response will be stored in session.state["data"], and then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Step2 will execute, using the information from the state as instructed.</w:t>
            </w:r>
          </w:p>
        </w:tc>
      </w:tr>
    </w:tbl>
    <w:p w:rsidR="00000000" w:rsidDel="00000000" w:rsidP="00000000" w:rsidRDefault="00000000" w:rsidRPr="00000000" w14:paraId="000000F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illustrates the ParallelAgent pattern within the Google ADK, which facilitates the concurrent execution of multiple agent tasks.</w:t>
      </w:r>
      <w:r w:rsidDel="00000000" w:rsidR="00000000" w:rsidRPr="00000000">
        <w:rPr>
          <w:rFonts w:ascii="Google Sans Text" w:cs="Google Sans Text" w:eastAsia="Google Sans Text" w:hAnsi="Google Sans Text"/>
          <w:color w:val="1b1c1d"/>
          <w:sz w:val="24"/>
          <w:szCs w:val="24"/>
          <w:rtl w:val="0"/>
        </w:rPr>
        <w:t xml:space="preserve"> The data_gatherer is designed to run two sub-agents concurrently: weather_fetcher and news_fetcher. The weather_fetcher agent is instructed to get the weather for a given location and store the result in session.state["weather_data"]. Similarly, the news_fetcher agent is instructed to retrieve the top news story for a given topic and store it in session.state["news_data"]. Each sub-agent is configured to use the "gemini-2.0-flash-exp" model. The ParallelAgent orchestrates the execution of these sub-agents, allowing them to work in parallel. The results from both weather_fetcher and news_fetcher would be gathered and stored in the session state. Finally, the example shows how to access the collected weather and news data from the final_state after the agent's execution is complete.</w:t>
      </w:r>
    </w:p>
    <w:p w:rsidR="00000000" w:rsidDel="00000000" w:rsidP="00000000" w:rsidRDefault="00000000" w:rsidRPr="00000000" w14:paraId="000000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ParallelAgent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better to define the fetching logic as tools for the agents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simplicity in this example, we'll embed the logic in the agent's instruction.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 a real-world scenario, you would use tools.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individual agents that will run in parallel</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weather_fetcher = Agent(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name="weather_fetcher",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weather for the given location and return only the weather report.",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output_key="weather_data"  # The result will be stored in session.state["weather_data"]</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news_fetcher = Agent(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name="news_fetcher",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top news story for the given topic and return only that story.",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output_key="news_data"      # The result will be stored in session.state["news_data"]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the ParallelAgent to orchestrate the sub-agents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data_gatherer = ParallelAgent(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name="data_gatherer",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weather_fetcher,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news_fetcher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11">
      <w:pPr>
        <w:spacing w:after="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provided code segment exemplifies the "Agent as a Tool" paradigm within the Google ADK, enabling an agent to utilize the capabilities of another agent in a manner analogous to function invocation.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Specifically, </w:t>
      </w: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color w:val="1b1c1d"/>
          <w:sz w:val="24"/>
          <w:szCs w:val="24"/>
          <w:rtl w:val="0"/>
        </w:rPr>
        <w:t xml:space="preserve">he code defines an image generation system using Google's LlmAgent and AgentTool classes. It consists of two agents: a parent artist_agent and a sub-agent image_generator_agent. The generate_image function is a simple tool that simulates image creation, returning mock image data. The image_generator_agent is responsible for using this tool based on a text prompt it receives. The artist_agent's role is to first invent a creative image prompt. It then calls the image_generator_agent through an AgentTool wrapper. The AgentTool acts as a bridge, allowing one agent to use another agent as a tool. When the artist_agent calls the image_tool, the AgentTool invokes the image_generator_agent with the artist's invented prompt. The image_generator_agent then uses the generate_image function with that prompt. Finally, the generated image (or mock data) is returned back up through the agents. This architecture demonstrates a layered agent system where a higher-level agent orchestrates a lower-level, specialized agent to perform a task.</w:t>
      </w:r>
    </w:p>
    <w:p w:rsidR="00000000" w:rsidDel="00000000" w:rsidP="00000000" w:rsidRDefault="00000000" w:rsidRPr="00000000" w14:paraId="000001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agent_tool</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google.genai import types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1. A simple function tool for the core capability.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follows the best practice of separating actions from reasoning.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generate_image(prompt: str) -&gt; dict:</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an image based on a textual prompt.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A detailed description of the image to generate.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dictionary with the status and the generated image bytes.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print(f"TOOL: Generating image for prompt: '{prompt}'")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implementation, this would call an image generation API.</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 return mock image data.</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mock_image_bytes = b"mock_image_data_for_a_cat_wearing_a_hat"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"success",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tool returns the raw bytes, the agent will handle the Part creation.</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"image_bytes": mock_image_bytes,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"mime_type": "image/png"</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2. Refactor the ImageGeneratorAgent into an LlmAgent.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 now correctly uses the input passed to it.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image_generator_agent = LlmAgent(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name="ImageGen",</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description="Generates an image based on a detailed text prompt.",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an image generation specialist. Your task is to take the user's request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use the `generate_image` tool to create the image.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user's entire request should be used as the 'prompt' argument for the tool.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"After the tool returns the image bytes, you MUST output the image."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tools=[generate_image]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3. Wrap the corrected agent in an AgentTool.</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description here is what the parent agent sees.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image_tool = agent_tool.AgentTool(</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agent=image_generator_agent,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description="Use this tool to generate an image. The input should be a descriptive prompt of the desired image."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4. The parent agent remains unchanged. Its logic was correct.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artist_agent = LlmAgent(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name="Artist",</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creative artist. First, invent a creative and descriptive prompt for an image.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"Then, use the `ImageGen` tool to generate the image using your prompt."</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tools=[image_tool]</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150">
      <w:pPr>
        <w:pStyle w:val="Heading1"/>
        <w:keepNext w:val="0"/>
        <w:keepLines w:val="0"/>
        <w:spacing w:before="280" w:line="275.9999942779541" w:lineRule="auto"/>
        <w:rPr/>
      </w:pPr>
      <w:bookmarkStart w:colFirst="0" w:colLast="0" w:name="_6x9sek3jvzvp" w:id="7"/>
      <w:bookmarkEnd w:id="7"/>
      <w:r w:rsidDel="00000000" w:rsidR="00000000" w:rsidRPr="00000000">
        <w:rPr>
          <w:rtl w:val="0"/>
        </w:rPr>
        <w:t xml:space="preserve">At a Glance</w:t>
      </w:r>
    </w:p>
    <w:p w:rsidR="00000000" w:rsidDel="00000000" w:rsidP="00000000" w:rsidRDefault="00000000" w:rsidRPr="00000000" w14:paraId="00000151">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rsidR="00000000" w:rsidDel="00000000" w:rsidP="00000000" w:rsidRDefault="00000000" w:rsidRPr="00000000" w14:paraId="0000015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Fig.3: Multi-Agent design pattern</w:t>
      </w:r>
    </w:p>
    <w:p w:rsidR="00000000" w:rsidDel="00000000" w:rsidP="00000000" w:rsidRDefault="00000000" w:rsidRPr="00000000" w14:paraId="00000157">
      <w:pPr>
        <w:spacing w:before="0" w:line="275.9999942779541" w:lineRule="auto"/>
        <w:rPr/>
      </w:pPr>
      <w:r w:rsidDel="00000000" w:rsidR="00000000" w:rsidRPr="00000000">
        <w:rPr>
          <w:rtl w:val="0"/>
        </w:rPr>
      </w:r>
    </w:p>
    <w:p w:rsidR="00000000" w:rsidDel="00000000" w:rsidP="00000000" w:rsidRDefault="00000000" w:rsidRPr="00000000" w14:paraId="00000158">
      <w:pPr>
        <w:pStyle w:val="Heading1"/>
        <w:spacing w:before="0" w:line="275.9999942779541" w:lineRule="auto"/>
        <w:rPr/>
      </w:pPr>
      <w:bookmarkStart w:colFirst="0" w:colLast="0" w:name="_r9hw4l47ilaz" w:id="8"/>
      <w:bookmarkEnd w:id="8"/>
      <w:r w:rsidDel="00000000" w:rsidR="00000000" w:rsidRPr="00000000">
        <w:rPr>
          <w:rtl w:val="0"/>
        </w:rPr>
        <w:t xml:space="preserve">Key Takeaways</w:t>
      </w:r>
    </w:p>
    <w:p w:rsidR="00000000" w:rsidDel="00000000" w:rsidP="00000000" w:rsidRDefault="00000000" w:rsidRPr="00000000" w14:paraId="00000159">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Multi-agent collaboration involves multiple agents working together to achieve a common goal.</w:t>
      </w:r>
    </w:p>
    <w:p w:rsidR="00000000" w:rsidDel="00000000" w:rsidP="00000000" w:rsidRDefault="00000000" w:rsidRPr="00000000" w14:paraId="0000015A">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leverages specialized roles, distributed tasks, and </w:t>
      </w:r>
      <w:r w:rsidDel="00000000" w:rsidR="00000000" w:rsidRPr="00000000">
        <w:rPr>
          <w:rFonts w:ascii="Google Sans Text" w:cs="Google Sans Text" w:eastAsia="Google Sans Text" w:hAnsi="Google Sans Text"/>
          <w:color w:val="1b1c1d"/>
          <w:sz w:val="24"/>
          <w:szCs w:val="24"/>
          <w:rtl w:val="0"/>
        </w:rPr>
        <w:t xml:space="preserve">inter-agent communication.</w:t>
      </w:r>
      <w:r w:rsidDel="00000000" w:rsidR="00000000" w:rsidRPr="00000000">
        <w:rPr>
          <w:rtl w:val="0"/>
        </w:rPr>
      </w:r>
    </w:p>
    <w:p w:rsidR="00000000" w:rsidDel="00000000" w:rsidP="00000000" w:rsidRDefault="00000000" w:rsidRPr="00000000" w14:paraId="0000015B">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Collaboration can take forms like sequential handoffs, parallel processing, debate, or hierarchical structures.</w:t>
      </w:r>
    </w:p>
    <w:p w:rsidR="00000000" w:rsidDel="00000000" w:rsidP="00000000" w:rsidRDefault="00000000" w:rsidRPr="00000000" w14:paraId="0000015C">
      <w:pPr>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is ideal for complex problems requiring diverse expertise or multiple distinct stages.</w:t>
      </w:r>
      <w:r w:rsidDel="00000000" w:rsidR="00000000" w:rsidRPr="00000000">
        <w:rPr>
          <w:rtl w:val="0"/>
        </w:rPr>
      </w:r>
    </w:p>
    <w:p w:rsidR="00000000" w:rsidDel="00000000" w:rsidP="00000000" w:rsidRDefault="00000000" w:rsidRPr="00000000" w14:paraId="0000015D">
      <w:pPr>
        <w:pStyle w:val="Heading1"/>
        <w:spacing w:after="120" w:before="120" w:line="275.9999942779541" w:lineRule="auto"/>
        <w:rPr/>
      </w:pPr>
      <w:bookmarkStart w:colFirst="0" w:colLast="0" w:name="_4moxv1bcsrol" w:id="9"/>
      <w:bookmarkEnd w:id="9"/>
      <w:r w:rsidDel="00000000" w:rsidR="00000000" w:rsidRPr="00000000">
        <w:rPr>
          <w:rtl w:val="0"/>
        </w:rPr>
        <w:t xml:space="preserve">Conclusion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explored the Multi-Agent Collaboration pattern, demonstrating the benefits of orchestrating multiple specialized agents within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examined various collaboration models, emphasizing the pattern's essential role in addressing complex, multifaceted problems across diverse domains.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Understanding agent collaboration naturally leads to an inquiry into their interactions with the external environment.</w:t>
      </w:r>
      <w:r w:rsidDel="00000000" w:rsidR="00000000" w:rsidRPr="00000000">
        <w:rPr>
          <w:rtl w:val="0"/>
        </w:rPr>
      </w:r>
    </w:p>
    <w:p w:rsidR="00000000" w:rsidDel="00000000" w:rsidP="00000000" w:rsidRDefault="00000000" w:rsidRPr="00000000" w14:paraId="0000015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5.9999942779541" w:lineRule="auto"/>
        <w:ind w:left="0" w:right="0" w:firstLine="0"/>
        <w:jc w:val="left"/>
        <w:rPr>
          <w:sz w:val="40"/>
          <w:szCs w:val="40"/>
        </w:rPr>
      </w:pPr>
      <w:bookmarkStart w:colFirst="0" w:colLast="0" w:name="_tv4ixjhmqf96" w:id="10"/>
      <w:bookmarkEnd w:id="10"/>
      <w:r w:rsidDel="00000000" w:rsidR="00000000" w:rsidRPr="00000000">
        <w:rPr>
          <w:sz w:val="40"/>
          <w:szCs w:val="40"/>
          <w:rtl w:val="0"/>
        </w:rPr>
        <w:t xml:space="preserve">References</w:t>
      </w:r>
    </w:p>
    <w:p w:rsidR="00000000" w:rsidDel="00000000" w:rsidP="00000000" w:rsidRDefault="00000000" w:rsidRPr="00000000" w14:paraId="00000160">
      <w:pPr>
        <w:numPr>
          <w:ilvl w:val="0"/>
          <w:numId w:val="1"/>
        </w:numPr>
        <w:ind w:left="720" w:hanging="360"/>
        <w:rPr>
          <w:u w:val="none"/>
        </w:rPr>
      </w:pPr>
      <w:r w:rsidDel="00000000" w:rsidR="00000000" w:rsidRPr="00000000">
        <w:rPr>
          <w:rtl w:val="0"/>
        </w:rPr>
        <w:t xml:space="preserve">Multi-Agent Collaboration Mechanisms: A Survey of LLMs, </w:t>
      </w:r>
      <w:hyperlink r:id="rId10">
        <w:r w:rsidDel="00000000" w:rsidR="00000000" w:rsidRPr="00000000">
          <w:rPr>
            <w:color w:val="1155cc"/>
            <w:u w:val="single"/>
            <w:rtl w:val="0"/>
          </w:rPr>
          <w:t xml:space="preserve">https://arxiv.org/abs/2501.06322</w:t>
        </w:r>
      </w:hyperlink>
      <w:r w:rsidDel="00000000" w:rsidR="00000000" w:rsidRPr="00000000">
        <w:rPr>
          <w:rtl w:val="0"/>
        </w:rPr>
        <w:t xml:space="preserve"> </w:t>
      </w:r>
    </w:p>
    <w:p w:rsidR="00000000" w:rsidDel="00000000" w:rsidP="00000000" w:rsidRDefault="00000000" w:rsidRPr="00000000" w14:paraId="00000161">
      <w:pPr>
        <w:numPr>
          <w:ilvl w:val="0"/>
          <w:numId w:val="1"/>
        </w:numPr>
        <w:ind w:left="720" w:hanging="360"/>
        <w:rPr>
          <w:u w:val="none"/>
        </w:rPr>
      </w:pPr>
      <w:r w:rsidDel="00000000" w:rsidR="00000000" w:rsidRPr="00000000">
        <w:rPr>
          <w:rtl w:val="0"/>
        </w:rPr>
        <w:t xml:space="preserve">Multi-Agent System — The Power of Collaboration, </w:t>
      </w:r>
      <w:hyperlink r:id="rId11">
        <w:r w:rsidDel="00000000" w:rsidR="00000000" w:rsidRPr="00000000">
          <w:rPr>
            <w:color w:val="1155cc"/>
            <w:u w:val="single"/>
            <w:rtl w:val="0"/>
          </w:rPr>
          <w:t xml:space="preserve">https://aravindakumar.medium.com/introducing-multi-agent-frameworks-the-power-of-collaboration-e9db31bba1b6</w:t>
        </w:r>
      </w:hyperlink>
      <w:r w:rsidDel="00000000" w:rsidR="00000000" w:rsidRPr="00000000">
        <w:rPr>
          <w:rtl w:val="0"/>
        </w:rPr>
        <w:t xml:space="preserve"> </w:t>
      </w:r>
      <w:r w:rsidDel="00000000" w:rsidR="00000000" w:rsidRPr="00000000">
        <w:rPr>
          <w:rtl w:val="0"/>
        </w:rPr>
      </w:r>
    </w:p>
    <w:sectPr>
      <w:footerReference r:id="rId12"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Federico" w:id="0" w:date="2025-08-28T16:49:31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had to add the llm parameter while instantiating the agent and set it to "llm" with crew 0.175.0, as otherwise it is asking for openai api key due to some internal crewai defaults, as described here: https://community.crewai.com/t/why-is-crewai-asking-for-openai-api-key-if-i-set-another-llm-provider-e-g-groq-to-the-crew/1163/3</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hyperlink" Target="https://aravindakumar.medium.com/introducing-multi-agent-frameworks-the-power-of-collaboration-e9db31bba1b6" TargetMode="External"/><Relationship Id="rId10" Type="http://schemas.openxmlformats.org/officeDocument/2006/relationships/hyperlink" Target="https://arxiv.org/abs/2501.06322" TargetMode="External"/><Relationship Id="rId12" Type="http://schemas.openxmlformats.org/officeDocument/2006/relationships/footer" Target="footer1.xml"/><Relationship Id="rId9" Type="http://schemas.openxmlformats.org/officeDocument/2006/relationships/image" Target="media/image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